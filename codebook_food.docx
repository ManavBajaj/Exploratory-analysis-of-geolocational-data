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2"/>
      </w:sdtPr>
      <w:sdtContent>
        <w:p w:rsidR="00000000" w:rsidDel="00000000" w:rsidP="00000000" w:rsidRDefault="00000000" w:rsidRPr="00000000" w14:paraId="00000001">
          <w:pPr>
            <w:pageBreakBefore w:val="0"/>
            <w:rPr>
              <w:ins w:author="Purvi Chaurasia" w:id="1" w:date="2022-08-27T12:42:24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1"/>
            </w:sdtPr>
            <w:sdtContent>
              <w:ins w:author="Purvi Chaurasia" w:id="1" w:date="2022-08-27T12:42:24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4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6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9"/>
        </w:sdtPr>
        <w:sdtContent>
          <w:ins w:author="Amruta Aamte" w:id="3" w:date="2021-12-11T07:02:27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DD</w:t>
            </w:r>
          </w:ins>
        </w:sdtContent>
      </w:sdt>
      <w:sdt>
        <w:sdtPr>
          <w:tag w:val="goog_rdk_10"/>
        </w:sdtPr>
        <w:sdtContent>
          <w:ins w:author="Deepak kumar patel" w:id="4" w:date="2021-04-25T08:37:53Z">
            <w:sdt>
              <w:sdtPr>
                <w:tag w:val="goog_rdk_11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12"/>
        </w:sdtPr>
        <w:sdtContent>
          <w:del w:author="Shivanshu Yadav" w:id="5" w:date="2021-07-09T22:06:57Z"/>
        </w:sdtContent>
      </w:sdt>
      <w:sdt>
        <w:sdtPr>
          <w:tag w:val="goog_rdk_13"/>
        </w:sdtPr>
        <w:sdtContent>
          <w:ins w:author="Rohan Bhardwaj" w:id="6" w:date="2021-06-01T08:59:49Z">
            <w:sdt>
              <w:sdtPr>
                <w:tag w:val="goog_rdk_14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15"/>
        </w:sdtPr>
        <w:sdtContent>
          <w:del w:author="Shivanshu Yadav" w:id="5" w:date="2021-07-09T22:06:57Z"/>
        </w:sdtContent>
      </w:sdt>
      <w:sdt>
        <w:sdtPr>
          <w:tag w:val="goog_rdk_16"/>
        </w:sdtPr>
        <w:sdtContent>
          <w:ins w:author="Deepak kumar patel" w:id="7" w:date="2021-04-25T08:37:53Z">
            <w:sdt>
              <w:sdtPr>
                <w:tag w:val="goog_rdk_17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  <w:sdt>
        <w:sdtPr>
          <w:tag w:val="goog_rdk_18"/>
        </w:sdtPr>
        <w:sdtContent>
          <w:ins w:author="Aarthi Pulivarthi" w:id="8" w:date="2022-04-06T05:30:5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–rating</w:t>
            </w:r>
          </w:ins>
        </w:sdtContent>
      </w:sdt>
      <w:r w:rsidDel="00000000" w:rsidR="00000000" w:rsidRPr="00000000">
        <w:rPr>
          <w:rtl w:val="0"/>
        </w:rPr>
      </w:r>
    </w:p>
    <w:sdt>
      <w:sdtPr>
        <w:tag w:val="goog_rdk_20"/>
      </w:sdtPr>
      <w:sdtContent>
        <w:p w:rsidR="00000000" w:rsidDel="00000000" w:rsidP="00000000" w:rsidRDefault="00000000" w:rsidRPr="00000000" w14:paraId="00000005">
          <w:pPr>
            <w:pageBreakBefore w:val="0"/>
            <w:rPr>
              <w:ins w:author="Vishnupriya Pippari" w:id="9" w:date="2021-11-11T13:30:16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2) Gender</w:t>
          </w:r>
          <w:sdt>
            <w:sdtPr>
              <w:tag w:val="goog_rdk_19"/>
            </w:sdtPr>
            <w:sdtContent>
              <w:ins w:author="Vishnupriya Pippari" w:id="9" w:date="2021-11-11T13:30:16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ins w:author="Vishnupriya Pippari" w:id="11" w:date="2021-11-11T13:30:11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21"/>
            </w:sdtPr>
            <w:sdtContent>
              <w:ins w:author="Vishnupriya Pippari" w:id="10" w:date="2021-11-11T13:30:20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(1 – Female</w:t>
          </w:r>
          <w:sdt>
            <w:sdtPr>
              <w:tag w:val="goog_rdk_22"/>
            </w:sdtPr>
            <w:sdtContent>
              <w:ins w:author="Vishnupriya Pippari" w:id="11" w:date="2021-11-11T13:30:1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ins w:author="Vishnupriya Pippari" w:id="13" w:date="2021-11-11T13:29:52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24"/>
            </w:sdtPr>
            <w:sdtContent>
              <w:ins w:author="Vishnupriya Pippari" w:id="12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sdt>
            <w:sdtPr>
              <w:tag w:val="goog_rdk_25"/>
            </w:sdtPr>
            <w:sdtContent>
              <w:del w:author="Vishnupriya Pippari" w:id="12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2 – Male)</w:t>
          </w:r>
          <w:sdt>
            <w:sdtPr>
              <w:tag w:val="goog_rdk_26"/>
            </w:sdtPr>
            <w:sdtContent>
              <w:ins w:author="Vishnupriya Pippari" w:id="13" w:date="2021-11-11T13:29:52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31"/>
      </w:sdtPr>
      <w:sdtContent>
        <w:p w:rsidR="00000000" w:rsidDel="00000000" w:rsidP="00000000" w:rsidRDefault="00000000" w:rsidRPr="00000000" w14:paraId="00000009">
          <w:pPr>
            <w:pageBreakBefore w:val="0"/>
            <w:rPr>
              <w:del w:author="Deshmukh Saurav" w:id="15" w:date="2021-09-27T07:02:57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3) Breakfast (the </w:t>
          </w:r>
          <w:sdt>
            <w:sdtPr>
              <w:tag w:val="goog_rdk_28"/>
            </w:sdtPr>
            <w:sdtContent>
              <w:ins w:author="Punnamaraju Lakshmi kusuma" w:id="14" w:date="2023-11-05T04:48:53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ol</w:t>
                </w:r>
              </w:ins>
            </w:sdtContent>
          </w:sdt>
          <w:sdt>
            <w:sdtPr>
              <w:tag w:val="goog_rdk_29"/>
            </w:sdtPr>
            <w:sdtContent>
              <w:del w:author="Punnamaraju Lakshmi kusuma" w:id="14" w:date="2023-11-05T04:48:53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participants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are shown the following pictures and asked which one of these pictures they associate with the word “breakfast), 1 – cereal option and 2 – donut op</w:t>
          </w:r>
          <w:sdt>
            <w:sdtPr>
              <w:tag w:val="goog_rdk_30"/>
            </w:sdtPr>
            <w:sdtContent>
              <w:del w:author="Deshmukh Saurav" w:id="15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33"/>
      </w:sdtPr>
      <w:sdtContent>
        <w:p w:rsidR="00000000" w:rsidDel="00000000" w:rsidP="00000000" w:rsidRDefault="00000000" w:rsidRPr="00000000" w14:paraId="0000000A">
          <w:pPr>
            <w:pageBreakBefore w:val="0"/>
            <w:rPr>
              <w:del w:author="Deshmukh Saurav" w:id="15" w:date="2021-09-27T07:02:57Z"/>
              <w:rFonts w:ascii="Times New Roman" w:cs="Times New Roman" w:eastAsia="Times New Roman" w:hAnsi="Times New Roman"/>
            </w:rPr>
          </w:pPr>
          <w:sdt>
            <w:sdtPr>
              <w:tag w:val="goog_rdk_32"/>
            </w:sdtPr>
            <w:sdtContent>
              <w:del w:author="Deshmukh Saurav" w:id="15" w:date="2021-09-27T07:02:57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39"/>
      </w:sdtPr>
      <w:sdtContent>
        <w:p w:rsidR="00000000" w:rsidDel="00000000" w:rsidP="00000000" w:rsidRDefault="00000000" w:rsidRPr="00000000" w14:paraId="0000000B">
          <w:pPr>
            <w:rPr>
              <w:shd w:fill="auto" w:val="clear"/>
              <w:rPrChange w:author="Deshmukh Saurav" w:id="17" w:date="2021-09-27T07:02:57Z">
                <w:rPr>
                  <w:rFonts w:ascii="Times New Roman" w:cs="Times New Roman" w:eastAsia="Times New Roman" w:hAnsi="Times New Roman"/>
                </w:rPr>
              </w:rPrChange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36"/>
            </w:sdtPr>
            <w:sdtContent>
              <w:ins w:author="Hamza Aziz" w:id="16" w:date="2021-10-29T20:31:37Z">
                <w:sdt>
                  <w:sdtPr>
                    <w:tag w:val="goog_rdk_37"/>
                  </w:sdtPr>
                  <w:sdtContent>
                    <w:del w:author="Deshmukh Saurav" w:id="15" w:date="2021-09-27T07:02:57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1" name="image7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7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3" name="image7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7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38"/>
            </w:sdtPr>
            <w:sdtContent>
              <w:del w:author="Deshmukh Saurav" w:id="15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" name="image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1"/>
        </w:sdtPr>
        <w:sdtContent>
          <w:ins w:author="Aarthi Pulivarthi" w:id="18" w:date="2022-04-06T05:31:2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42"/>
        </w:sdtPr>
        <w:sdtContent>
          <w:ins w:author="Shivanshu Yadav" w:id="19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43"/>
        </w:sdtPr>
        <w:sdtContent>
          <w:del w:author="Shivanshu Yadav" w:id="19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44"/>
        </w:sdtPr>
        <w:sdtContent>
          <w:ins w:author="Prayushi Doshi" w:id="20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45"/>
        </w:sdtPr>
        <w:sdtContent>
          <w:ins w:author="Rohan Bhardwaj" w:id="21" w:date="2021-06-01T09:12:43Z">
            <w:sdt>
              <w:sdtPr>
                <w:tag w:val="goog_rdk_46"/>
              </w:sdtPr>
              <w:sdtContent>
                <w:del w:author="Prayushi Doshi" w:id="22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47"/>
        </w:sdtPr>
        <w:sdtContent>
          <w:del w:author="Rohan Bhardwaj" w:id="23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48"/>
        </w:sdtPr>
        <w:sdtContent>
          <w:ins w:author="Prayushi Doshi" w:id="24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49"/>
        </w:sdtPr>
        <w:sdtContent>
          <w:ins w:author="Aarthi Pulivarthi" w:id="25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50"/>
        </w:sdtPr>
        <w:sdtContent>
          <w:ins w:author="Prayushi Doshi" w:id="26" w:date="2021-09-11T09:01:26Z">
            <w:sdt>
              <w:sdtPr>
                <w:tag w:val="goog_rdk_51"/>
              </w:sdtPr>
              <w:sdtContent>
                <w:del w:author="Aarthi Pulivarthi" w:id="27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52"/>
        </w:sdtPr>
        <w:sdtContent>
          <w:ins w:author="Shivanshu Yadav" w:id="28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53"/>
        </w:sdtPr>
        <w:sdtContent>
          <w:del w:author="Shivanshu Yadav" w:id="28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54"/>
        </w:sdtPr>
        <w:sdtContent>
          <w:ins w:author="Mohit Dubey" w:id="29" w:date="2022-03-22T12:21:02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372973" cy="1270000"/>
                  <wp:effectExtent b="0" l="0" r="0" t="0"/>
                  <wp:wrapNone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973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ins>
        </w:sdtContent>
      </w:sdt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6"/>
        </w:sdtPr>
        <w:sdtContent>
          <w:ins w:author="Aarthi Pulivarthi" w:id="30" w:date="2022-04-06T05:30:4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—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8"/>
        </w:sdtPr>
        <w:sdtContent>
          <w:ins w:author="Aarthi Pulivarthi" w:id="31" w:date="2022-04-06T05:31:38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59"/>
        </w:sdtPr>
        <w:sdtContent>
          <w:ins w:author="Kashin Shah" w:id="32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62"/>
      </w:sdtPr>
      <w:sdtContent>
        <w:p w:rsidR="00000000" w:rsidDel="00000000" w:rsidP="00000000" w:rsidRDefault="00000000" w:rsidRPr="00000000" w14:paraId="00000047">
          <w:pPr>
            <w:pageBreakBefore w:val="0"/>
            <w:rPr>
              <w:ins w:author="Yash Wadgave" w:id="33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61"/>
            </w:sdtPr>
            <w:sdtContent>
              <w:ins w:author="Yash Wadgave" w:id="33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48">
          <w:pPr>
            <w:pageBreakBefore w:val="0"/>
            <w:rPr>
              <w:del w:author="Yash Wadgave" w:id="35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64"/>
            </w:sdtPr>
            <w:sdtContent>
              <w:ins w:author="Yash Wadgave" w:id="33" w:date="2021-07-26T07:03:01Z">
                <w:sdt>
                  <w:sdtPr>
                    <w:tag w:val="goog_rdk_65"/>
                  </w:sdtPr>
                  <w:sdtContent>
                    <w:del w:author="Prayushi Doshi" w:id="34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66"/>
            </w:sdtPr>
            <w:sdtContent>
              <w:del w:author="Yash Wadgave" w:id="35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68"/>
        </w:sdtPr>
        <w:sdtContent>
          <w:del w:author="Yash Wadgave" w:id="35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69"/>
        </w:sdtPr>
        <w:sdtContent>
          <w:ins w:author="Prayushi Doshi" w:id="36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4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5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C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70"/>
        </w:sdtPr>
        <w:sdtContent>
          <w:ins w:author="Shivanshu Yadav" w:id="37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71"/>
        </w:sdtPr>
        <w:sdtContent>
          <w:del w:author="Shivanshu Yadav" w:id="37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72"/>
        </w:sdtPr>
        <w:sdtContent>
          <w:del w:author="Manish Masiwal" w:id="38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73"/>
        </w:sdtPr>
        <w:sdtContent>
          <w:ins w:author="Manish Masiwal" w:id="38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74"/>
        </w:sdtPr>
        <w:sdtContent>
          <w:ins w:author="Tenenz" w:id="39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E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B">
      <w:pPr>
        <w:pageBreakBefore w:val="0"/>
        <w:tabs>
          <w:tab w:val="left" w:leader="none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F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F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76"/>
      </w:sdtPr>
      <w:sdtContent>
        <w:p w:rsidR="00000000" w:rsidDel="00000000" w:rsidP="00000000" w:rsidRDefault="00000000" w:rsidRPr="00000000" w14:paraId="000000F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40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75"/>
            </w:sdtPr>
            <w:sdtContent>
              <w:del w:author="Dhanashree Gurav" w:id="40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77"/>
        </w:sdtPr>
        <w:sdtContent>
          <w:del w:author="Tenenz" w:id="41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2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78"/>
        </w:sdtPr>
        <w:sdtContent>
          <w:del w:author="Tenenz" w:id="42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2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4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9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79"/>
        </w:sdtPr>
        <w:sdtContent>
          <w:ins w:author="Shivanshu Yadav" w:id="43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80"/>
        </w:sdtPr>
        <w:sdtContent>
          <w:del w:author="Shivanshu Yadav" w:id="43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81"/>
        </w:sdtPr>
        <w:sdtContent>
          <w:ins w:author="Shivanshu Yadav" w:id="44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82"/>
        </w:sdtPr>
        <w:sdtContent>
          <w:del w:author="Shivanshu Yadav" w:id="44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83"/>
        </w:sdtPr>
        <w:sdtContent>
          <w:ins w:author="Shivanshu Yadav" w:id="45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84"/>
        </w:sdtPr>
        <w:sdtContent>
          <w:del w:author="Shivanshu Yadav" w:id="45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85"/>
        </w:sdtPr>
        <w:sdtContent>
          <w:ins w:author="Shivanshu Yadav" w:id="46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86"/>
        </w:sdtPr>
        <w:sdtContent>
          <w:del w:author="Shivanshu Yadav" w:id="46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87"/>
        </w:sdtPr>
        <w:sdtContent>
          <w:ins w:author="Shivanshu Yadav" w:id="47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88"/>
        </w:sdtPr>
        <w:sdtContent>
          <w:del w:author="Shivanshu Yadav" w:id="47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89"/>
        </w:sdtPr>
        <w:sdtContent>
          <w:ins w:author="Shivanshu Yadav" w:id="48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90"/>
        </w:sdtPr>
        <w:sdtContent>
          <w:del w:author="Shivanshu Yadav" w:id="48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94"/>
      </w:sdtPr>
      <w:sdtContent>
        <w:p w:rsidR="00000000" w:rsidDel="00000000" w:rsidP="00000000" w:rsidRDefault="00000000" w:rsidRPr="00000000" w14:paraId="00000186">
          <w:pPr>
            <w:pageBreakBefore w:val="0"/>
            <w:rPr>
              <w:ins w:author="Yashu Kana" w:id="50" w:date="2022-12-08T16:17:40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60) weight – what is your weight in</w:t>
          </w:r>
          <w:sdt>
            <w:sdtPr>
              <w:tag w:val="goog_rdk_91"/>
            </w:sdtPr>
            <w:sdtContent>
              <w:ins w:author="Yashu Kana" w:id="49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kgs </w:t>
                </w:r>
              </w:ins>
            </w:sdtContent>
          </w:sdt>
          <w:sdt>
            <w:sdtPr>
              <w:tag w:val="goog_rdk_92"/>
            </w:sdtPr>
            <w:sdtContent>
              <w:del w:author="Yashu Kana" w:id="49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pounds?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93"/>
            </w:sdtPr>
            <w:sdtContent>
              <w:ins w:author="Yashu Kana" w:id="50" w:date="2022-12-08T16:17:4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7"/>
      </w:sdtPr>
      <w:sdtContent>
        <w:p w:rsidR="00000000" w:rsidDel="00000000" w:rsidP="00000000" w:rsidRDefault="00000000" w:rsidRPr="00000000" w14:paraId="00000187">
          <w:pPr>
            <w:pageBreakBefore w:val="0"/>
            <w:rPr>
              <w:ins w:author="Yashu Kana" w:id="51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6"/>
            </w:sdtPr>
            <w:sdtContent>
              <w:ins w:author="Yashu Kana" w:id="51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1-80-100</w:t>
                </w:r>
              </w:ins>
            </w:sdtContent>
          </w:sdt>
        </w:p>
      </w:sdtContent>
    </w:sdt>
    <w:sdt>
      <w:sdtPr>
        <w:tag w:val="goog_rdk_99"/>
      </w:sdtPr>
      <w:sdtContent>
        <w:p w:rsidR="00000000" w:rsidDel="00000000" w:rsidP="00000000" w:rsidRDefault="00000000" w:rsidRPr="00000000" w14:paraId="00000188">
          <w:pPr>
            <w:pageBreakBefore w:val="0"/>
            <w:ind w:firstLine="0"/>
            <w:rPr>
              <w:ins w:author="Yashu Kana" w:id="51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8"/>
            </w:sdtPr>
            <w:sdtContent>
              <w:ins w:author="Yashu Kana" w:id="51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2-60-79</w:t>
                </w:r>
              </w:ins>
            </w:sdtContent>
          </w:sdt>
        </w:p>
      </w:sdtContent>
    </w:sdt>
    <w:sdt>
      <w:sdtPr>
        <w:tag w:val="goog_rdk_102"/>
      </w:sdtPr>
      <w:sdtContent>
        <w:p w:rsidR="00000000" w:rsidDel="00000000" w:rsidP="00000000" w:rsidRDefault="00000000" w:rsidRPr="00000000" w14:paraId="00000189">
          <w:pPr>
            <w:pageBreakBefore w:val="0"/>
            <w:rPr>
              <w:del w:author="Yashu Kana" w:id="51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00"/>
            </w:sdtPr>
            <w:sdtContent>
              <w:ins w:author="Yashu Kana" w:id="51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3 50-59</w:t>
                </w:r>
              </w:ins>
            </w:sdtContent>
          </w:sdt>
          <w:sdt>
            <w:sdtPr>
              <w:tag w:val="goog_rdk_101"/>
            </w:sdtPr>
            <w:sdtContent>
              <w:del w:author="Yashu Kana" w:id="51" w:date="2022-12-08T16:16:55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17" w:type="default"/>
      <w:pgSz w:h="15840" w:w="12240" w:orient="portrait"/>
      <w:pgMar w:bottom="1440" w:top="1440" w:left="1800" w:right="1800" w:header="720" w:footer="720"/>
      <w:pgNumType w:start="1"/>
      <w:sectPrChange w:author="Dev Garg" w:id="0" w:date="2022-08-03T06:35:40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108"/>
    </w:sdtPr>
    <w:sdtContent>
      <w:p w:rsidR="00000000" w:rsidDel="00000000" w:rsidP="00000000" w:rsidRDefault="00000000" w:rsidRPr="00000000" w14:paraId="0000018D">
        <w:pPr>
          <w:rPr>
            <w:ins w:author="Dev Garg" w:id="53" w:date="2022-08-03T06:35:40Z"/>
            <w:rFonts w:ascii="Times New Roman" w:cs="Times New Roman" w:eastAsia="Times New Roman" w:hAnsi="Times New Roman"/>
          </w:rPr>
        </w:pPr>
        <w:sdt>
          <w:sdtPr>
            <w:tag w:val="goog_rdk_107"/>
          </w:sdtPr>
          <w:sdtContent>
            <w:ins w:author="Dev Garg" w:id="53" w:date="2022-08-03T06:35:40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  <w:p w:rsidR="00000000" w:rsidDel="00000000" w:rsidP="00000000" w:rsidRDefault="00000000" w:rsidRPr="00000000" w14:paraId="0000018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footer" Target="footer1.xm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21RIOWrngS2timypKgVQLhr+ZQ==">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